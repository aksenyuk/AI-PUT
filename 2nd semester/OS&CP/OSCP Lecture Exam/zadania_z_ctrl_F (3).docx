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71DF" w:rsidRDefault="009B71DF" w:rsidP="006B4A1C">
      <w:pPr>
        <w:rPr>
          <w:noProof/>
        </w:rPr>
      </w:pPr>
      <w:r>
        <w:rPr>
          <w:noProof/>
        </w:rPr>
        <w:t>W którym z wymienionych implementacji systemu</w:t>
      </w:r>
    </w:p>
    <w:p w:rsidR="009B71DF" w:rsidRDefault="009B71DF" w:rsidP="006B4A1C">
      <w:r w:rsidRPr="009B71DF">
        <w:drawing>
          <wp:inline distT="0" distB="0" distL="0" distR="0" wp14:anchorId="0AA4D0F8" wp14:editId="21E9F399">
            <wp:extent cx="5972810" cy="1363345"/>
            <wp:effectExtent l="0" t="0" r="8890" b="825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DF" w:rsidRDefault="009B71DF" w:rsidP="006B4A1C">
      <w:r>
        <w:t>Które z wymienionych funkcji systemowych do realizacji operacji</w:t>
      </w:r>
    </w:p>
    <w:p w:rsidR="009B71DF" w:rsidRDefault="009B71DF" w:rsidP="006B4A1C">
      <w:r w:rsidRPr="009B71DF">
        <w:drawing>
          <wp:inline distT="0" distB="0" distL="0" distR="0" wp14:anchorId="6F687FE4" wp14:editId="3B69270C">
            <wp:extent cx="5972810" cy="1612900"/>
            <wp:effectExtent l="0" t="0" r="8890" b="635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DF" w:rsidRDefault="009B71DF" w:rsidP="006B4A1C">
      <w:r>
        <w:t>W których przypadkach typów pliku informacja o tym typie</w:t>
      </w:r>
    </w:p>
    <w:p w:rsidR="009B71DF" w:rsidRDefault="009B71DF" w:rsidP="006B4A1C">
      <w:r w:rsidRPr="009B71DF">
        <w:drawing>
          <wp:inline distT="0" distB="0" distL="0" distR="0" wp14:anchorId="7A34EA41" wp14:editId="621B6C26">
            <wp:extent cx="5972810" cy="1503680"/>
            <wp:effectExtent l="0" t="0" r="8890" b="127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DF" w:rsidRDefault="009B71DF" w:rsidP="006B4A1C">
      <w:r>
        <w:t xml:space="preserve"> W których przypadkach typów plików informacja o tym typie</w:t>
      </w:r>
    </w:p>
    <w:p w:rsidR="009B71DF" w:rsidRDefault="009B71DF" w:rsidP="006B4A1C">
      <w:r w:rsidRPr="009B71DF">
        <w:drawing>
          <wp:inline distT="0" distB="0" distL="0" distR="0" wp14:anchorId="32CCA947" wp14:editId="06496F78">
            <wp:extent cx="5972810" cy="1497965"/>
            <wp:effectExtent l="0" t="0" r="8890" b="698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DF" w:rsidRDefault="009B71DF" w:rsidP="006B4A1C">
      <w:r>
        <w:t>Plik tekst.txt zawiera następujące dane: ABCDEFGH. Co zostanie odczytane w wyniku wykonania poniższej sekwencji</w:t>
      </w:r>
    </w:p>
    <w:p w:rsidR="009B71DF" w:rsidRDefault="009B71DF" w:rsidP="006B4A1C">
      <w:r w:rsidRPr="009B71DF">
        <w:drawing>
          <wp:inline distT="0" distB="0" distL="0" distR="0" wp14:anchorId="4029E5C9" wp14:editId="61DDF72C">
            <wp:extent cx="5972810" cy="1163955"/>
            <wp:effectExtent l="0" t="0" r="889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DF" w:rsidRDefault="009B71DF" w:rsidP="006B4A1C"/>
    <w:p w:rsidR="009B71DF" w:rsidRDefault="009B71DF" w:rsidP="006B4A1C"/>
    <w:p w:rsidR="009B71DF" w:rsidRDefault="009B71DF" w:rsidP="006B4A1C"/>
    <w:p w:rsidR="009B71DF" w:rsidRDefault="009B71DF" w:rsidP="006B4A1C"/>
    <w:p w:rsidR="009B71DF" w:rsidRDefault="009B71DF" w:rsidP="006B4A1C"/>
    <w:p w:rsidR="009B71DF" w:rsidRDefault="009B71DF" w:rsidP="006B4A1C">
      <w:r>
        <w:lastRenderedPageBreak/>
        <w:t>Plik tekst.txt zawiera następujące dane: ABCDEFGH. Jaka będzie zawartość pliku po wykonaniu poniższej sekwencji operacji</w:t>
      </w:r>
    </w:p>
    <w:p w:rsidR="009B71DF" w:rsidRDefault="009B71DF" w:rsidP="006B4A1C">
      <w:r w:rsidRPr="009B71DF">
        <w:drawing>
          <wp:inline distT="0" distB="0" distL="0" distR="0" wp14:anchorId="636536BE" wp14:editId="20DD9DD0">
            <wp:extent cx="5972810" cy="1185545"/>
            <wp:effectExtent l="0" t="0" r="889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DF" w:rsidRDefault="009B71DF" w:rsidP="006B4A1C"/>
    <w:p w:rsidR="009B71DF" w:rsidRDefault="009B71DF" w:rsidP="006B4A1C">
      <w:pPr>
        <w:rPr>
          <w:noProof/>
        </w:rPr>
      </w:pPr>
      <w:r>
        <w:t>W systemie plików, w który na bloki danych przeznaczona jest partycja o pojemności</w:t>
      </w:r>
      <w:r w:rsidRPr="009B71DF">
        <w:t xml:space="preserve"> </w:t>
      </w:r>
    </w:p>
    <w:p w:rsidR="009B71DF" w:rsidRDefault="009B71DF" w:rsidP="006B4A1C">
      <w:r>
        <w:rPr>
          <w:noProof/>
        </w:rPr>
        <w:lastRenderedPageBreak/>
        <w:drawing>
          <wp:inline distT="0" distB="0" distL="0" distR="0">
            <wp:extent cx="3695700" cy="9763125"/>
            <wp:effectExtent l="0" t="0" r="0" b="952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976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A1C">
        <w:br w:type="page"/>
      </w:r>
    </w:p>
    <w:p w:rsidR="009B71DF" w:rsidRDefault="009B71DF" w:rsidP="006B4A1C">
      <w:r>
        <w:lastRenderedPageBreak/>
        <w:t xml:space="preserve">Proszę przeanalizować system plików </w:t>
      </w:r>
      <w:proofErr w:type="spellStart"/>
      <w:r>
        <w:t>operty</w:t>
      </w:r>
      <w:proofErr w:type="spellEnd"/>
      <w:r>
        <w:t xml:space="preserve"> na strukturze FAT składający się z 20 bloków</w:t>
      </w:r>
    </w:p>
    <w:p w:rsidR="009B71DF" w:rsidRDefault="009B71DF" w:rsidP="006B4A1C">
      <w:r>
        <w:rPr>
          <w:noProof/>
        </w:rPr>
        <w:drawing>
          <wp:inline distT="0" distB="0" distL="0" distR="0">
            <wp:extent cx="6638925" cy="6305550"/>
            <wp:effectExtent l="0" t="0" r="9525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1DF" w:rsidRDefault="009B71DF" w:rsidP="006B4A1C">
      <w:r>
        <w:t>W których systemach plików nie występuje problem duplikacji wolnego bloku?</w:t>
      </w:r>
    </w:p>
    <w:p w:rsidR="009B71DF" w:rsidRDefault="009B71DF" w:rsidP="006B4A1C">
      <w:r>
        <w:rPr>
          <w:noProof/>
        </w:rPr>
        <w:drawing>
          <wp:inline distT="0" distB="0" distL="0" distR="0">
            <wp:extent cx="6648450" cy="1504950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1DF" w:rsidRDefault="009B71DF" w:rsidP="006B4A1C">
      <w:r>
        <w:t>Co jest zasadniczą strukturą dla atrybutów pliku w systemie plików:</w:t>
      </w:r>
    </w:p>
    <w:p w:rsidR="009B71DF" w:rsidRDefault="009B71DF" w:rsidP="006B4A1C">
      <w:r>
        <w:rPr>
          <w:noProof/>
        </w:rPr>
        <w:lastRenderedPageBreak/>
        <w:drawing>
          <wp:inline distT="0" distB="0" distL="0" distR="0">
            <wp:extent cx="6638925" cy="2162175"/>
            <wp:effectExtent l="0" t="0" r="9525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1DF" w:rsidRDefault="009B71DF" w:rsidP="006B4A1C">
      <w:r>
        <w:t>W których systemach plików stosowany jest przydział ciągły</w:t>
      </w:r>
    </w:p>
    <w:p w:rsidR="009B71DF" w:rsidRDefault="009B71DF" w:rsidP="006B4A1C">
      <w:r>
        <w:rPr>
          <w:noProof/>
        </w:rPr>
        <w:drawing>
          <wp:inline distT="0" distB="0" distL="0" distR="0">
            <wp:extent cx="6648450" cy="1343025"/>
            <wp:effectExtent l="0" t="0" r="0" b="952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1DF" w:rsidRDefault="009B71DF" w:rsidP="006B4A1C">
      <w:r>
        <w:t>W</w:t>
      </w:r>
      <w:r w:rsidR="001F0C60">
        <w:t xml:space="preserve"> których systemach plików stosowany jest wektor bitowy do zarządzania walną przestrzenią?</w:t>
      </w:r>
    </w:p>
    <w:p w:rsidR="001F0C60" w:rsidRDefault="001F0C60" w:rsidP="006B4A1C">
      <w:r>
        <w:rPr>
          <w:noProof/>
        </w:rPr>
        <w:drawing>
          <wp:inline distT="0" distB="0" distL="0" distR="0">
            <wp:extent cx="6638925" cy="1295400"/>
            <wp:effectExtent l="0" t="0" r="9525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C60" w:rsidRDefault="001F0C60" w:rsidP="006B4A1C">
      <w:r>
        <w:t>Jakiej wielkości przestrzenią dyskową można zarządzać na potrzeby danych w systemie plików opartym na 12-bitowym FAT</w:t>
      </w:r>
    </w:p>
    <w:p w:rsidR="001F0C60" w:rsidRDefault="001F0C60" w:rsidP="006B4A1C">
      <w:r>
        <w:rPr>
          <w:noProof/>
        </w:rPr>
        <w:drawing>
          <wp:inline distT="0" distB="0" distL="0" distR="0">
            <wp:extent cx="6638925" cy="1238250"/>
            <wp:effectExtent l="0" t="0" r="9525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C60" w:rsidRDefault="001F0C60" w:rsidP="006B4A1C">
      <w:r>
        <w:t>W systemie plików opartym na modelu uniksowym umieszczono plik o wielkości 300000 B. Ile łącznie bloków dyskowych jest niezbędnych do przechowania zawartości tego pliku, jeśli blok ma wielkość 512 B</w:t>
      </w:r>
    </w:p>
    <w:p w:rsidR="001F0C60" w:rsidRDefault="001F0C60" w:rsidP="006B4A1C">
      <w:r>
        <w:rPr>
          <w:noProof/>
        </w:rPr>
        <w:drawing>
          <wp:inline distT="0" distB="0" distL="0" distR="0">
            <wp:extent cx="6629400" cy="114300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4A1C" w:rsidRPr="006911EF" w:rsidRDefault="006B4A1C" w:rsidP="006B4A1C">
      <w:r w:rsidRPr="006911EF">
        <w:lastRenderedPageBreak/>
        <w:t>Które z wymienionych błędów s</w:t>
      </w:r>
      <w:r>
        <w:t>ą błędami programowymi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7804D5E" wp14:editId="3024DBCD">
            <wp:extent cx="5760720" cy="2588260"/>
            <wp:effectExtent l="0" t="0" r="0" b="2540"/>
            <wp:docPr id="3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C" w:rsidRPr="006911EF" w:rsidRDefault="006B4A1C" w:rsidP="006B4A1C"/>
    <w:p w:rsidR="006B4A1C" w:rsidRPr="00B54F65" w:rsidRDefault="006B4A1C" w:rsidP="006B4A1C"/>
    <w:p w:rsidR="006B4A1C" w:rsidRPr="00B54F65" w:rsidRDefault="006B4A1C" w:rsidP="006B4A1C"/>
    <w:p w:rsidR="006B4A1C" w:rsidRPr="00B54F65" w:rsidRDefault="006B4A1C" w:rsidP="006B4A1C"/>
    <w:p w:rsidR="006B4A1C" w:rsidRPr="00B54F65" w:rsidRDefault="006B4A1C" w:rsidP="006B4A1C"/>
    <w:p w:rsidR="006B4A1C" w:rsidRPr="00B54F65" w:rsidRDefault="006B4A1C" w:rsidP="006B4A1C"/>
    <w:p w:rsidR="006B4A1C" w:rsidRPr="00B54F65" w:rsidRDefault="006B4A1C" w:rsidP="006B4A1C"/>
    <w:p w:rsidR="006B4A1C" w:rsidRDefault="006B4A1C" w:rsidP="006B4A1C">
      <w:r w:rsidRPr="006911EF">
        <w:t>W systemie pamięci wirtualnej do d</w:t>
      </w:r>
      <w:r>
        <w:t>yspozycji jest 5 ramek, FIFO LRU MFU LFU</w:t>
      </w:r>
    </w:p>
    <w:p w:rsidR="006B4A1C" w:rsidRPr="00B54F65" w:rsidRDefault="006B4A1C" w:rsidP="006B4A1C"/>
    <w:p w:rsidR="006B4A1C" w:rsidRPr="00B54F65" w:rsidRDefault="006B4A1C" w:rsidP="006B4A1C">
      <w:r>
        <w:rPr>
          <w:noProof/>
        </w:rPr>
        <w:drawing>
          <wp:inline distT="0" distB="0" distL="0" distR="0" wp14:anchorId="11111A59" wp14:editId="582C77C3">
            <wp:extent cx="6553493" cy="1917937"/>
            <wp:effectExtent l="0" t="0" r="0" b="6350"/>
            <wp:docPr id="40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493" cy="191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Default="006B4A1C" w:rsidP="006B4A1C"/>
    <w:p w:rsidR="006B4A1C" w:rsidRDefault="006B4A1C" w:rsidP="006B4A1C">
      <w:r>
        <w:t>W systemie plików jest 1000 wolnych bloków o wielkości 512 bajtów, ciągły listowy indeksowy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CFB4CDB" wp14:editId="0FC03F4F">
            <wp:extent cx="5760720" cy="1080770"/>
            <wp:effectExtent l="0" t="0" r="0" b="5080"/>
            <wp:docPr id="41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>
      <w:r>
        <w:t>Które z wymienionych bitów są atrybutami strony, tablicy stron w systemie pamięci wirtualnej</w:t>
      </w:r>
    </w:p>
    <w:p w:rsidR="006B4A1C" w:rsidRDefault="006B4A1C" w:rsidP="006B4A1C">
      <w:r>
        <w:rPr>
          <w:noProof/>
        </w:rPr>
        <w:lastRenderedPageBreak/>
        <w:drawing>
          <wp:inline distT="0" distB="0" distL="0" distR="0" wp14:anchorId="5D4973B1" wp14:editId="65E83DC4">
            <wp:extent cx="5760720" cy="1717675"/>
            <wp:effectExtent l="0" t="0" r="0" b="0"/>
            <wp:docPr id="42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C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Default="006B4A1C" w:rsidP="006B4A1C"/>
    <w:p w:rsidR="006B4A1C" w:rsidRDefault="006B4A1C" w:rsidP="006B4A1C"/>
    <w:p w:rsidR="006B4A1C" w:rsidRDefault="006B4A1C" w:rsidP="006B4A1C">
      <w:r>
        <w:t>Na jakie adresy fizyczne zostaną przekształcone podane adresy logiczne, adres logiczny adres fizyczny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9967AB2" wp14:editId="3CEDC71F">
            <wp:extent cx="5760720" cy="2312035"/>
            <wp:effectExtent l="0" t="0" r="0" b="0"/>
            <wp:docPr id="43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Pr="006911EF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/>
    <w:p w:rsidR="006B4A1C" w:rsidRDefault="006B4A1C" w:rsidP="006B4A1C">
      <w:r>
        <w:lastRenderedPageBreak/>
        <w:t>Poniżej przedstawione jest uszeregowanie procesów, określić czas cyklu przetwarzania procesu</w:t>
      </w:r>
    </w:p>
    <w:p w:rsidR="006B4A1C" w:rsidRDefault="006B4A1C" w:rsidP="006B4A1C">
      <w:r>
        <w:rPr>
          <w:noProof/>
        </w:rPr>
        <w:drawing>
          <wp:inline distT="0" distB="0" distL="0" distR="0" wp14:anchorId="08FCBC8B" wp14:editId="62D9D086">
            <wp:extent cx="5760720" cy="3248025"/>
            <wp:effectExtent l="0" t="0" r="0" b="9525"/>
            <wp:docPr id="44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C" w:rsidRDefault="006B4A1C" w:rsidP="006B4A1C"/>
    <w:p w:rsidR="006B4A1C" w:rsidRDefault="006B4A1C" w:rsidP="006B4A1C">
      <w:r>
        <w:t>W systemie komputerowym wyposażonym w pamięci, uruchamiane są kolejno procesy jaka jest maksymalna wielkość obrazu, dopasowania</w:t>
      </w:r>
    </w:p>
    <w:p w:rsidR="006B4A1C" w:rsidRDefault="006B4A1C" w:rsidP="006B4A1C">
      <w:pPr>
        <w:rPr>
          <w:noProof/>
        </w:rPr>
      </w:pPr>
      <w:r>
        <w:rPr>
          <w:noProof/>
        </w:rPr>
        <w:drawing>
          <wp:inline distT="0" distB="0" distL="0" distR="0" wp14:anchorId="59218F14" wp14:editId="777AC967">
            <wp:extent cx="5760720" cy="1250950"/>
            <wp:effectExtent l="0" t="0" r="0" b="6350"/>
            <wp:docPr id="45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C" w:rsidRDefault="006B4A1C" w:rsidP="006B4A1C">
      <w:pPr>
        <w:rPr>
          <w:noProof/>
        </w:rPr>
      </w:pPr>
    </w:p>
    <w:p w:rsidR="006B4A1C" w:rsidRDefault="006B4A1C" w:rsidP="006B4A1C"/>
    <w:p w:rsidR="006B4A1C" w:rsidRDefault="006B4A1C" w:rsidP="006B4A1C"/>
    <w:p w:rsidR="006B4A1C" w:rsidRDefault="006B4A1C" w:rsidP="006B4A1C">
      <w:r>
        <w:t>W systemie plików w którym wielkość bloku wynosi, ile bloków byłoby potrzebnych</w:t>
      </w:r>
    </w:p>
    <w:p w:rsidR="006B4A1C" w:rsidRPr="00625FA6" w:rsidRDefault="006B4A1C" w:rsidP="006B4A1C">
      <w:r>
        <w:rPr>
          <w:noProof/>
        </w:rPr>
        <w:drawing>
          <wp:inline distT="0" distB="0" distL="0" distR="0" wp14:anchorId="3C8D7E23" wp14:editId="1B2CD929">
            <wp:extent cx="5760720" cy="1229360"/>
            <wp:effectExtent l="0" t="0" r="0" b="8890"/>
            <wp:docPr id="46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1C" w:rsidRDefault="006B4A1C"/>
    <w:p w:rsidR="00D73639" w:rsidRDefault="00F457C8">
      <w:r>
        <w:t xml:space="preserve">Plik zawiera zadania z dwóch podejść generatora na </w:t>
      </w:r>
      <w:proofErr w:type="spellStart"/>
      <w:r>
        <w:t>moodle</w:t>
      </w:r>
      <w:proofErr w:type="spellEnd"/>
      <w:r>
        <w:t>. Kolejność pytań i odpowiedzi była losowa i niejednolita. Nie wszystkie odpowiedzi są prawidłowe/zaznaczone. Zachęcamy do uzupełnienia. Test składał się z ośmiu pytań.</w:t>
      </w:r>
    </w:p>
    <w:p w:rsidR="00D73639" w:rsidRDefault="00D73639"/>
    <w:p w:rsidR="00D73639" w:rsidRDefault="00D73639"/>
    <w:p w:rsidR="006B4A1C" w:rsidRDefault="006B4A1C"/>
    <w:p w:rsidR="006B4A1C" w:rsidRDefault="006B4A1C"/>
    <w:p w:rsidR="006B4A1C" w:rsidRDefault="006B4A1C"/>
    <w:p w:rsidR="006B4A1C" w:rsidRDefault="006B4A1C"/>
    <w:p w:rsidR="00D73639" w:rsidRDefault="00D73639"/>
    <w:p w:rsidR="00D73639" w:rsidRDefault="00D73639"/>
    <w:p w:rsidR="00D73639" w:rsidRDefault="00F457C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1:</w:t>
      </w:r>
      <w:r w:rsidR="006B4A1C">
        <w:rPr>
          <w:b/>
          <w:sz w:val="28"/>
          <w:szCs w:val="28"/>
        </w:rPr>
        <w:t xml:space="preserve"> które z wymienio</w:t>
      </w:r>
      <w:r w:rsidR="00136AC2">
        <w:rPr>
          <w:b/>
          <w:sz w:val="28"/>
          <w:szCs w:val="28"/>
        </w:rPr>
        <w:t>nych błędów są błędami</w:t>
      </w:r>
      <w:r w:rsidR="006B4A1C">
        <w:rPr>
          <w:b/>
          <w:sz w:val="28"/>
          <w:szCs w:val="28"/>
        </w:rPr>
        <w:t xml:space="preserve"> programowymi</w:t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63123" cy="2738438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123" cy="2738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F457C8">
      <w:r>
        <w:tab/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31200" cy="24892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D73639"/>
    <w:p w:rsidR="00D73639" w:rsidRDefault="00D73639"/>
    <w:p w:rsidR="00D73639" w:rsidRDefault="00F457C8">
      <w:r>
        <w:br w:type="page"/>
      </w:r>
    </w:p>
    <w:p w:rsidR="00D73639" w:rsidRDefault="00F457C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2:</w:t>
      </w:r>
      <w:r w:rsidR="00136AC2">
        <w:rPr>
          <w:b/>
          <w:sz w:val="28"/>
          <w:szCs w:val="28"/>
        </w:rPr>
        <w:t xml:space="preserve"> w systemie pamięci</w:t>
      </w:r>
      <w:r w:rsidR="00136AC2">
        <w:rPr>
          <w:b/>
          <w:sz w:val="28"/>
          <w:szCs w:val="28"/>
        </w:rPr>
        <w:tab/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6654516" cy="1050131"/>
            <wp:effectExtent l="0" t="0" r="0" b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4516" cy="1050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D73639">
      <w:pPr>
        <w:jc w:val="center"/>
      </w:pP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6645600" cy="13970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F457C8">
      <w:proofErr w:type="spellStart"/>
      <w:ins w:id="1" w:author="Hubert Szczep" w:date="2020-09-21T08:37:00Z">
        <w:r>
          <w:t>Ld</w:t>
        </w:r>
      </w:ins>
      <w:proofErr w:type="spellEnd"/>
    </w:p>
    <w:p w:rsidR="00D73639" w:rsidRDefault="00F457C8">
      <w:pPr>
        <w:rPr>
          <w:b/>
          <w:sz w:val="28"/>
          <w:szCs w:val="28"/>
        </w:rPr>
      </w:pPr>
      <w:r>
        <w:rPr>
          <w:b/>
          <w:sz w:val="28"/>
          <w:szCs w:val="28"/>
        </w:rPr>
        <w:t>Zadanie 3:</w:t>
      </w:r>
      <w:r w:rsidR="00136AC2">
        <w:rPr>
          <w:b/>
          <w:sz w:val="28"/>
          <w:szCs w:val="28"/>
        </w:rPr>
        <w:t xml:space="preserve"> w systemie plików jest 1000</w:t>
      </w:r>
      <w:r w:rsidR="00136AC2">
        <w:rPr>
          <w:b/>
          <w:sz w:val="28"/>
          <w:szCs w:val="28"/>
        </w:rPr>
        <w:tab/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31200" cy="9652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D73639">
      <w:pPr>
        <w:jc w:val="center"/>
      </w:pP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34050" cy="962025"/>
            <wp:effectExtent l="0" t="0" r="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4"/>
                    <a:srcRect t="-86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D73639"/>
    <w:p w:rsidR="00D73639" w:rsidRDefault="00D73639">
      <w:pPr>
        <w:jc w:val="center"/>
      </w:pPr>
    </w:p>
    <w:p w:rsidR="00D73639" w:rsidRDefault="00D73639"/>
    <w:p w:rsidR="00D73639" w:rsidRDefault="00F457C8">
      <w:pPr>
        <w:rPr>
          <w:b/>
        </w:rPr>
      </w:pPr>
      <w:r>
        <w:rPr>
          <w:b/>
        </w:rPr>
        <w:t xml:space="preserve">  </w:t>
      </w:r>
    </w:p>
    <w:p w:rsidR="00D73639" w:rsidRDefault="00F457C8">
      <w:pPr>
        <w:rPr>
          <w:b/>
          <w:sz w:val="28"/>
          <w:szCs w:val="28"/>
        </w:rPr>
      </w:pPr>
      <w:r>
        <w:rPr>
          <w:b/>
          <w:sz w:val="28"/>
          <w:szCs w:val="28"/>
        </w:rPr>
        <w:t>Zadanie 4:</w:t>
      </w:r>
      <w:r w:rsidR="00136AC2">
        <w:rPr>
          <w:b/>
          <w:sz w:val="28"/>
          <w:szCs w:val="28"/>
        </w:rPr>
        <w:t xml:space="preserve"> które z wymienionych</w:t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57150" cy="1828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D73639" w:rsidRDefault="00D73639"/>
    <w:p w:rsidR="00D73639" w:rsidRDefault="00F457C8">
      <w:r>
        <w:t xml:space="preserve">   </w:t>
      </w:r>
      <w:r>
        <w:br w:type="page"/>
      </w:r>
    </w:p>
    <w:p w:rsidR="00D73639" w:rsidRDefault="00F457C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5:</w:t>
      </w:r>
      <w:r w:rsidR="00136AC2">
        <w:rPr>
          <w:b/>
          <w:sz w:val="28"/>
          <w:szCs w:val="28"/>
        </w:rPr>
        <w:t xml:space="preserve"> na jakie adresy fizyczne zostaną przekształcone</w:t>
      </w:r>
      <w:r w:rsidR="00136AC2">
        <w:rPr>
          <w:b/>
          <w:sz w:val="28"/>
          <w:szCs w:val="28"/>
        </w:rPr>
        <w:tab/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67388" cy="2257425"/>
            <wp:effectExtent l="0" t="0" r="0" b="0"/>
            <wp:docPr id="1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D73639"/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57150" cy="39243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15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D73639"/>
    <w:p w:rsidR="00D73639" w:rsidRDefault="00F457C8">
      <w:pPr>
        <w:jc w:val="center"/>
      </w:pPr>
      <w:r>
        <w:br w:type="page"/>
      </w:r>
    </w:p>
    <w:p w:rsidR="00D73639" w:rsidRDefault="00F457C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6:</w:t>
      </w:r>
      <w:r w:rsidR="00136AC2">
        <w:rPr>
          <w:b/>
          <w:sz w:val="28"/>
          <w:szCs w:val="28"/>
        </w:rPr>
        <w:t xml:space="preserve"> poniżej przedstawione jest</w:t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31200" cy="2489200"/>
            <wp:effectExtent l="0" t="0" r="0" b="0"/>
            <wp:docPr id="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D73639">
      <w:pPr>
        <w:jc w:val="center"/>
      </w:pPr>
    </w:p>
    <w:p w:rsidR="00D73639" w:rsidRDefault="00F457C8">
      <w:pPr>
        <w:jc w:val="center"/>
      </w:pPr>
      <w:r>
        <w:t xml:space="preserve">  </w:t>
      </w:r>
    </w:p>
    <w:p w:rsidR="00D73639" w:rsidRDefault="00F457C8">
      <w:pPr>
        <w:jc w:val="center"/>
        <w:rPr>
          <w:strike/>
          <w:color w:val="C64500"/>
        </w:rPr>
      </w:pPr>
      <w:r>
        <w:rPr>
          <w:strike/>
          <w:noProof/>
          <w:color w:val="C64500"/>
        </w:rPr>
        <w:drawing>
          <wp:inline distT="114300" distB="114300" distL="114300" distR="114300">
            <wp:extent cx="5367338" cy="3263097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t="2046" b="4092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263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F457C8">
      <w:r>
        <w:t>To jest dobrze??</w:t>
      </w:r>
    </w:p>
    <w:p w:rsidR="00D73639" w:rsidRDefault="00D73639">
      <w:pPr>
        <w:ind w:firstLine="720"/>
      </w:pPr>
    </w:p>
    <w:p w:rsidR="00D73639" w:rsidRDefault="00D73639"/>
    <w:p w:rsidR="00D73639" w:rsidRDefault="00D73639"/>
    <w:p w:rsidR="00D73639" w:rsidRDefault="00F457C8">
      <w:pPr>
        <w:rPr>
          <w:b/>
          <w:sz w:val="28"/>
          <w:szCs w:val="28"/>
        </w:rPr>
      </w:pPr>
      <w:r>
        <w:rPr>
          <w:b/>
          <w:sz w:val="28"/>
          <w:szCs w:val="28"/>
        </w:rPr>
        <w:t>Zadanie 7:</w:t>
      </w:r>
      <w:r w:rsidR="00136AC2">
        <w:rPr>
          <w:b/>
          <w:sz w:val="28"/>
          <w:szCs w:val="28"/>
        </w:rPr>
        <w:t xml:space="preserve"> w systemie komputerowym</w:t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31200" cy="11938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D73639">
      <w:pPr>
        <w:rPr>
          <w:b/>
        </w:rPr>
      </w:pPr>
    </w:p>
    <w:p w:rsidR="00D73639" w:rsidRDefault="00D73639">
      <w:pPr>
        <w:rPr>
          <w:b/>
        </w:rPr>
      </w:pPr>
    </w:p>
    <w:p w:rsidR="00D73639" w:rsidRDefault="00F457C8">
      <w:pPr>
        <w:rPr>
          <w:b/>
          <w:sz w:val="28"/>
          <w:szCs w:val="28"/>
        </w:rPr>
      </w:pPr>
      <w:r>
        <w:rPr>
          <w:b/>
          <w:sz w:val="28"/>
          <w:szCs w:val="28"/>
        </w:rPr>
        <w:t>Zadanie 8:</w:t>
      </w:r>
      <w:r w:rsidR="00136AC2">
        <w:rPr>
          <w:b/>
          <w:sz w:val="28"/>
          <w:szCs w:val="28"/>
        </w:rPr>
        <w:t xml:space="preserve"> w</w:t>
      </w:r>
      <w:r w:rsidR="005A41F8">
        <w:rPr>
          <w:b/>
          <w:sz w:val="28"/>
          <w:szCs w:val="28"/>
        </w:rPr>
        <w:t xml:space="preserve"> </w:t>
      </w:r>
      <w:r w:rsidR="00136AC2">
        <w:rPr>
          <w:b/>
          <w:sz w:val="28"/>
          <w:szCs w:val="28"/>
        </w:rPr>
        <w:t>systemie plików, w którym</w:t>
      </w:r>
    </w:p>
    <w:p w:rsidR="00D73639" w:rsidRDefault="00D73639">
      <w:pPr>
        <w:jc w:val="center"/>
      </w:pPr>
    </w:p>
    <w:p w:rsidR="00D73639" w:rsidRDefault="00F457C8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31200" cy="762000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31200" cy="7620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D73639" w:rsidRDefault="00F457C8">
      <w:pPr>
        <w:jc w:val="center"/>
      </w:pPr>
      <w:r>
        <w:rPr>
          <w:noProof/>
        </w:rPr>
        <w:drawing>
          <wp:inline distT="114300" distB="114300" distL="114300" distR="114300">
            <wp:extent cx="5731200" cy="11557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3639" w:rsidRDefault="00F457C8">
      <w:pPr>
        <w:jc w:val="center"/>
      </w:pPr>
      <w:r>
        <w:t>514 i 514</w:t>
      </w:r>
    </w:p>
    <w:p w:rsidR="00D73639" w:rsidRDefault="00F457C8">
      <w:pPr>
        <w:jc w:val="center"/>
      </w:pPr>
      <w:r>
        <w:t xml:space="preserve">514 / 256 (255 adresów w bloku + 1 na blok) = 2,007… =&gt; </w:t>
      </w:r>
    </w:p>
    <w:p w:rsidR="00D73639" w:rsidRDefault="00F457C8">
      <w:pPr>
        <w:jc w:val="center"/>
      </w:pPr>
      <w:r>
        <w:t>514 - 3 = 511    +3 indeksowe</w:t>
      </w:r>
    </w:p>
    <w:p w:rsidR="00D73639" w:rsidRDefault="00F457C8">
      <w:pPr>
        <w:jc w:val="center"/>
      </w:pPr>
      <w:r>
        <w:t xml:space="preserve">511 * 512 / 510 = 513.003 =&gt; 514 </w:t>
      </w:r>
    </w:p>
    <w:p w:rsidR="00D73639" w:rsidRDefault="00D73639">
      <w:pPr>
        <w:jc w:val="center"/>
      </w:pPr>
    </w:p>
    <w:p w:rsidR="00DD67C1" w:rsidRDefault="00DD67C1">
      <w:r>
        <w:br w:type="page"/>
      </w:r>
    </w:p>
    <w:p w:rsidR="00DD67C1" w:rsidRDefault="00DD67C1" w:rsidP="00DD67C1">
      <w:del w:id="2" w:author="Anonymous" w:date="2021-06-18T19:58:00Z">
        <w:r>
          <w:lastRenderedPageBreak/>
          <w:delText>P</w:delText>
        </w:r>
      </w:del>
      <w:r>
        <w:t xml:space="preserve">lik zawiera zadania z trzech podejść generatora na </w:t>
      </w:r>
      <w:proofErr w:type="spellStart"/>
      <w:r>
        <w:t>moodle</w:t>
      </w:r>
      <w:proofErr w:type="spellEnd"/>
      <w:r>
        <w:t>. Kolejność odpowiedzi była losowa i niejednolita. Nie wszystkie odpowiedzi są prawidłowe/zaznaczone. Test składał się z siedmiu zadań.</w:t>
      </w:r>
    </w:p>
    <w:p w:rsidR="00DD67C1" w:rsidRDefault="00DD67C1" w:rsidP="00DD67C1"/>
    <w:p w:rsidR="00DD67C1" w:rsidRDefault="00DD67C1" w:rsidP="00DD67C1"/>
    <w:p w:rsidR="00DD67C1" w:rsidRDefault="00DD67C1" w:rsidP="00DD67C1"/>
    <w:p w:rsidR="00DD67C1" w:rsidRDefault="00DD67C1" w:rsidP="00DD67C1"/>
    <w:p w:rsidR="00DD67C1" w:rsidRDefault="00DD67C1" w:rsidP="00DD67C1">
      <w:pPr>
        <w:rPr>
          <w:b/>
          <w:sz w:val="28"/>
          <w:szCs w:val="28"/>
        </w:rPr>
      </w:pPr>
      <w:r>
        <w:rPr>
          <w:b/>
          <w:sz w:val="28"/>
          <w:szCs w:val="28"/>
        </w:rPr>
        <w:t>Zadanie 1: w systemie plików, w którym wielkość bloku</w:t>
      </w:r>
    </w:p>
    <w:p w:rsidR="00DD67C1" w:rsidRDefault="00DD67C1" w:rsidP="00DD67C1">
      <w:pPr>
        <w:rPr>
          <w:b/>
          <w:sz w:val="28"/>
          <w:szCs w:val="28"/>
        </w:rPr>
      </w:pPr>
    </w:p>
    <w:p w:rsidR="00DD67C1" w:rsidRDefault="00DD67C1" w:rsidP="00DD67C1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8923235" wp14:editId="3B9CDF37">
            <wp:extent cx="6097030" cy="909638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r="17607" b="10843"/>
                    <a:stretch>
                      <a:fillRect/>
                    </a:stretch>
                  </pic:blipFill>
                  <pic:spPr>
                    <a:xfrm>
                      <a:off x="0" y="0"/>
                      <a:ext cx="6097030" cy="909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67C1" w:rsidRDefault="00DD67C1" w:rsidP="00DD67C1">
      <w:pPr>
        <w:rPr>
          <w:i/>
          <w:sz w:val="16"/>
          <w:szCs w:val="16"/>
        </w:rPr>
      </w:pPr>
      <w:r>
        <w:rPr>
          <w:i/>
          <w:sz w:val="16"/>
          <w:szCs w:val="16"/>
        </w:rPr>
        <w:t>Poprawna odpowiedź: 770,771,771;</w:t>
      </w:r>
    </w:p>
    <w:p w:rsidR="00DD67C1" w:rsidRDefault="00DD67C1" w:rsidP="00DD67C1">
      <w:pPr>
        <w:rPr>
          <w:i/>
          <w:sz w:val="16"/>
          <w:szCs w:val="16"/>
        </w:rPr>
      </w:pP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C2C1128" wp14:editId="119AECA6">
            <wp:extent cx="6109271" cy="957263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l="9458" t="9090" r="16943" b="49090"/>
                    <a:stretch>
                      <a:fillRect/>
                    </a:stretch>
                  </pic:blipFill>
                  <pic:spPr>
                    <a:xfrm>
                      <a:off x="0" y="0"/>
                      <a:ext cx="6109271" cy="95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67C1" w:rsidRDefault="00DD67C1" w:rsidP="00DD67C1">
      <w:pPr>
        <w:rPr>
          <w:i/>
          <w:sz w:val="16"/>
          <w:szCs w:val="16"/>
        </w:rPr>
      </w:pPr>
      <w:r>
        <w:rPr>
          <w:i/>
          <w:sz w:val="16"/>
          <w:szCs w:val="16"/>
        </w:rPr>
        <w:t>Poprawna odpowiedź: 1026,1027,1027</w:t>
      </w:r>
    </w:p>
    <w:p w:rsidR="00DD67C1" w:rsidRDefault="00DD67C1" w:rsidP="00DD67C1">
      <w:pPr>
        <w:rPr>
          <w:i/>
          <w:sz w:val="16"/>
          <w:szCs w:val="16"/>
        </w:rPr>
      </w:pPr>
    </w:p>
    <w:p w:rsidR="00DD67C1" w:rsidRDefault="00DD67C1" w:rsidP="00DD67C1">
      <w:pPr>
        <w:rPr>
          <w:b/>
          <w:sz w:val="28"/>
          <w:szCs w:val="28"/>
        </w:rPr>
      </w:pPr>
      <w:ins w:id="3" w:author="Anonymous" w:date="2021-05-25T11:15:00Z">
        <w:r>
          <w:rPr>
            <w:i/>
            <w:noProof/>
            <w:sz w:val="16"/>
            <w:szCs w:val="16"/>
          </w:rPr>
          <w:drawing>
            <wp:inline distT="114300" distB="114300" distL="114300" distR="114300" wp14:anchorId="7F7549DC" wp14:editId="519F678B">
              <wp:extent cx="5731200" cy="1473200"/>
              <wp:effectExtent l="0" t="0" r="0" b="0"/>
              <wp:docPr id="18" name="image1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2.png"/>
                      <pic:cNvPicPr preferRelativeResize="0"/>
                    </pic:nvPicPr>
                    <pic:blipFill>
                      <a:blip r:embed="rId46"/>
                      <a:srcRect t="4820" b="3399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14732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  <w:del w:id="4" w:author="Anonymous" w:date="2021-05-25T11:15:00Z">
        <w:r>
          <w:rPr>
            <w:b/>
            <w:noProof/>
            <w:sz w:val="28"/>
            <w:szCs w:val="28"/>
          </w:rPr>
          <w:drawing>
            <wp:inline distT="114300" distB="114300" distL="114300" distR="114300" wp14:anchorId="6B542B9E" wp14:editId="171A2A5D">
              <wp:extent cx="6096000" cy="1571625"/>
              <wp:effectExtent l="0" t="0" r="0" b="0"/>
              <wp:docPr id="19" name="image1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2.png"/>
                      <pic:cNvPicPr preferRelativeResize="0"/>
                    </pic:nvPicPr>
                    <pic:blipFill>
                      <a:blip r:embed="rId46"/>
                      <a:srcRect t="4820" b="3399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96000" cy="157162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del>
      <w:r>
        <w:rPr>
          <w:b/>
          <w:sz w:val="28"/>
          <w:szCs w:val="28"/>
        </w:rPr>
        <w:t xml:space="preserve"> </w:t>
      </w:r>
    </w:p>
    <w:p w:rsidR="00DD67C1" w:rsidRDefault="00DD67C1" w:rsidP="00DD67C1">
      <w:pPr>
        <w:rPr>
          <w:b/>
          <w:sz w:val="28"/>
          <w:szCs w:val="28"/>
        </w:rPr>
      </w:pPr>
      <w:ins w:id="5" w:author="Anonymous" w:date="2021-05-25T11:15:00Z">
        <w:del w:id="6" w:author="Anonymous" w:date="2021-05-25T11:15:00Z">
          <w:r>
            <w:rPr>
              <w:b/>
              <w:noProof/>
              <w:sz w:val="28"/>
              <w:szCs w:val="28"/>
            </w:rPr>
            <w:drawing>
              <wp:inline distT="114300" distB="114300" distL="114300" distR="114300" wp14:anchorId="61D7DCDE" wp14:editId="31411B7F">
                <wp:extent cx="5731200" cy="1473200"/>
                <wp:effectExtent l="0" t="0" r="0" b="0"/>
                <wp:docPr id="20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46"/>
                        <a:srcRect t="4820" b="339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14732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del>
      </w:ins>
    </w:p>
    <w:p w:rsidR="00DD67C1" w:rsidRDefault="00DD67C1" w:rsidP="00DD67C1">
      <w:pPr>
        <w:rPr>
          <w:b/>
          <w:sz w:val="28"/>
          <w:szCs w:val="28"/>
        </w:rPr>
      </w:pPr>
      <w:r>
        <w:br w:type="page"/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2: poniżej przedstawione jest uszeregowanie</w:t>
      </w:r>
      <w:r w:rsidR="006B4A1C">
        <w:rPr>
          <w:b/>
          <w:sz w:val="28"/>
          <w:szCs w:val="28"/>
        </w:rPr>
        <w:t xml:space="preserve"> procesów</w:t>
      </w:r>
    </w:p>
    <w:p w:rsidR="00DD67C1" w:rsidRDefault="00DD67C1" w:rsidP="00DD67C1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29C8B1BA" wp14:editId="1356F734">
            <wp:extent cx="5761134" cy="3319463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l="989" t="3873" r="25083" b="5985"/>
                    <a:stretch>
                      <a:fillRect/>
                    </a:stretch>
                  </pic:blipFill>
                  <pic:spPr>
                    <a:xfrm>
                      <a:off x="0" y="0"/>
                      <a:ext cx="5761134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67C1" w:rsidRDefault="00DD67C1" w:rsidP="00DD67C1">
      <w:pPr>
        <w:rPr>
          <w:i/>
          <w:sz w:val="16"/>
          <w:szCs w:val="16"/>
        </w:rPr>
      </w:pPr>
      <w:r>
        <w:rPr>
          <w:i/>
          <w:sz w:val="16"/>
          <w:szCs w:val="16"/>
        </w:rPr>
        <w:t>Poprawna odpowiedź: 18,10,18,9,0,4,o,w,g,w;</w:t>
      </w:r>
    </w:p>
    <w:p w:rsidR="00DD67C1" w:rsidRDefault="00DD67C1" w:rsidP="00DD67C1">
      <w:pPr>
        <w:rPr>
          <w:i/>
          <w:sz w:val="16"/>
          <w:szCs w:val="16"/>
        </w:rPr>
      </w:pPr>
    </w:p>
    <w:p w:rsidR="00DD67C1" w:rsidRDefault="00DD67C1" w:rsidP="00DD67C1">
      <w:pPr>
        <w:jc w:val="center"/>
        <w:rPr>
          <w:b/>
          <w:sz w:val="28"/>
          <w:szCs w:val="28"/>
        </w:rPr>
      </w:pPr>
      <w:del w:id="7" w:author="Krzysztof Gatka" w:date="2020-09-21T09:59:00Z">
        <w:r>
          <w:rPr>
            <w:b/>
            <w:noProof/>
            <w:sz w:val="28"/>
            <w:szCs w:val="28"/>
          </w:rPr>
          <w:drawing>
            <wp:inline distT="114300" distB="114300" distL="114300" distR="114300" wp14:anchorId="0A563613" wp14:editId="28652283">
              <wp:extent cx="5855158" cy="3100388"/>
              <wp:effectExtent l="0" t="0" r="0" b="0"/>
              <wp:docPr id="22" name="image1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3.png"/>
                      <pic:cNvPicPr preferRelativeResize="0"/>
                    </pic:nvPicPr>
                    <pic:blipFill>
                      <a:blip r:embed="rId48"/>
                      <a:srcRect r="4318" b="378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55158" cy="310038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del>
    </w:p>
    <w:p w:rsidR="00DD67C1" w:rsidRDefault="00DD67C1" w:rsidP="00DD67C1">
      <w:pPr>
        <w:rPr>
          <w:i/>
          <w:sz w:val="16"/>
          <w:szCs w:val="16"/>
        </w:rPr>
      </w:pPr>
      <w:r>
        <w:rPr>
          <w:i/>
          <w:sz w:val="16"/>
          <w:szCs w:val="16"/>
        </w:rPr>
        <w:t>Poprawna odpowiedź: 18,10,18,9,0,4,w,g,o,o;</w:t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4AE9CA7D" wp14:editId="060A0185">
            <wp:extent cx="5731200" cy="2755900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3: w systemie pamięci 8-bitowy adres</w:t>
      </w:r>
    </w:p>
    <w:p w:rsidR="00DD67C1" w:rsidRDefault="00DD67C1" w:rsidP="00DD67C1">
      <w:pPr>
        <w:jc w:val="center"/>
        <w:rPr>
          <w:b/>
          <w:sz w:val="28"/>
          <w:szCs w:val="28"/>
        </w:rPr>
      </w:pPr>
      <w:ins w:id="8" w:author="Anonymous" w:date="2020-09-21T09:53:00Z">
        <w:del w:id="9" w:author="Anonymous" w:date="2020-09-21T09:53:00Z">
          <w:r>
            <w:rPr>
              <w:b/>
              <w:sz w:val="28"/>
              <w:szCs w:val="28"/>
            </w:rPr>
            <w:delText>vvv</w:delText>
          </w:r>
        </w:del>
      </w:ins>
      <w:del w:id="10" w:author="Anonymous" w:date="2020-09-21T09:53:00Z">
        <w:r>
          <w:rPr>
            <w:b/>
            <w:noProof/>
            <w:sz w:val="28"/>
            <w:szCs w:val="28"/>
          </w:rPr>
          <w:drawing>
            <wp:inline distT="114300" distB="114300" distL="114300" distR="114300" wp14:anchorId="48E8F234" wp14:editId="2BA09925">
              <wp:extent cx="6060890" cy="2995613"/>
              <wp:effectExtent l="0" t="0" r="0" b="0"/>
              <wp:docPr id="24" name="image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7.png"/>
                      <pic:cNvPicPr preferRelativeResize="0"/>
                    </pic:nvPicPr>
                    <pic:blipFill>
                      <a:blip r:embed="rId50"/>
                      <a:srcRect l="1053" t="4225" r="730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60890" cy="299561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del>
    </w:p>
    <w:p w:rsidR="00DD67C1" w:rsidRDefault="00DD67C1" w:rsidP="00DD67C1">
      <w:pPr>
        <w:rPr>
          <w:i/>
          <w:sz w:val="16"/>
          <w:szCs w:val="16"/>
        </w:rPr>
      </w:pPr>
      <w:r>
        <w:rPr>
          <w:i/>
          <w:sz w:val="16"/>
          <w:szCs w:val="16"/>
        </w:rPr>
        <w:t>Poprawna odpowiedź: 54,-1,40,56,66;</w:t>
      </w:r>
      <w:commentRangeStart w:id="11"/>
      <w:commentRangeStart w:id="12"/>
      <w:ins w:id="13" w:author="Mitchiex" w:date="2020-09-21T09:33:00Z">
        <w:r>
          <w:rPr>
            <w:i/>
            <w:sz w:val="16"/>
            <w:szCs w:val="16"/>
          </w:rPr>
          <w:t xml:space="preserve"> nie 64? Zamiast 54?</w:t>
        </w:r>
      </w:ins>
      <w:commentRangeEnd w:id="11"/>
      <w:r>
        <w:commentReference w:id="11"/>
      </w:r>
      <w:commentRangeEnd w:id="12"/>
      <w:r>
        <w:commentReference w:id="12"/>
      </w:r>
    </w:p>
    <w:p w:rsidR="00DD67C1" w:rsidRDefault="00DD67C1" w:rsidP="00DD67C1">
      <w:pPr>
        <w:rPr>
          <w:i/>
          <w:sz w:val="16"/>
          <w:szCs w:val="16"/>
        </w:rPr>
      </w:pPr>
    </w:p>
    <w:p w:rsidR="00DD67C1" w:rsidRDefault="00DD67C1" w:rsidP="00DD67C1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B1FFBA1" wp14:editId="25052B81">
            <wp:extent cx="6110764" cy="2700338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r="3156"/>
                    <a:stretch>
                      <a:fillRect/>
                    </a:stretch>
                  </pic:blipFill>
                  <pic:spPr>
                    <a:xfrm>
                      <a:off x="0" y="0"/>
                      <a:ext cx="6110764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67C1" w:rsidRDefault="00DD67C1" w:rsidP="00DD67C1">
      <w:pPr>
        <w:rPr>
          <w:i/>
          <w:sz w:val="16"/>
          <w:szCs w:val="16"/>
        </w:rPr>
      </w:pPr>
      <w:r>
        <w:rPr>
          <w:i/>
          <w:sz w:val="16"/>
          <w:szCs w:val="16"/>
        </w:rPr>
        <w:t>Poprawna odpowiedź: 47,65,-1,48,-1;</w:t>
      </w:r>
      <w:r>
        <w:br w:type="page"/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4: w systemie pamięci wirtualnej dla procesu dostępne są</w:t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262A970" wp14:editId="2E0B02A8">
            <wp:extent cx="5731200" cy="2692400"/>
            <wp:effectExtent l="0" t="0" r="0" b="0"/>
            <wp:docPr id="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67C1" w:rsidRDefault="00DD67C1" w:rsidP="00DD67C1">
      <w:pPr>
        <w:rPr>
          <w:i/>
          <w:sz w:val="16"/>
          <w:szCs w:val="16"/>
        </w:rPr>
      </w:pPr>
      <w:r>
        <w:rPr>
          <w:i/>
          <w:sz w:val="16"/>
          <w:szCs w:val="16"/>
        </w:rPr>
        <w:t xml:space="preserve">Poprawna odpowiedź: FIFO: </w:t>
      </w:r>
      <w:proofErr w:type="spellStart"/>
      <w:r>
        <w:rPr>
          <w:i/>
          <w:sz w:val="16"/>
          <w:szCs w:val="16"/>
        </w:rPr>
        <w:t>y,y,y,n,n,y,y,n,n,n,y,n</w:t>
      </w:r>
      <w:proofErr w:type="spellEnd"/>
      <w:r>
        <w:rPr>
          <w:i/>
          <w:sz w:val="16"/>
          <w:szCs w:val="16"/>
        </w:rPr>
        <w:t xml:space="preserve">; LRU: </w:t>
      </w:r>
      <w:proofErr w:type="spellStart"/>
      <w:r>
        <w:rPr>
          <w:i/>
          <w:sz w:val="16"/>
          <w:szCs w:val="16"/>
        </w:rPr>
        <w:t>y,y,y,n,n,y,y,n,y,n,n,n</w:t>
      </w:r>
      <w:proofErr w:type="spellEnd"/>
      <w:r>
        <w:rPr>
          <w:i/>
          <w:sz w:val="16"/>
          <w:szCs w:val="16"/>
        </w:rPr>
        <w:t>;</w:t>
      </w:r>
    </w:p>
    <w:p w:rsidR="00DD67C1" w:rsidRDefault="00DD67C1" w:rsidP="00DD67C1">
      <w:pPr>
        <w:rPr>
          <w:b/>
          <w:sz w:val="28"/>
          <w:szCs w:val="28"/>
        </w:rPr>
      </w:pPr>
    </w:p>
    <w:p w:rsidR="00DD67C1" w:rsidRDefault="00DD67C1">
      <w:pPr>
        <w:rPr>
          <w:b/>
          <w:sz w:val="28"/>
          <w:szCs w:val="28"/>
        </w:rPr>
        <w:pPrChange w:id="14" w:author="Ninja-Karatist" w:date="2021-06-19T10:05:00Z">
          <w:pPr>
            <w:jc w:val="center"/>
          </w:pPr>
        </w:pPrChange>
      </w:pPr>
      <w:r>
        <w:rPr>
          <w:b/>
          <w:noProof/>
          <w:sz w:val="28"/>
          <w:szCs w:val="28"/>
        </w:rPr>
        <w:drawing>
          <wp:inline distT="114300" distB="114300" distL="114300" distR="114300" wp14:anchorId="7771C01E" wp14:editId="61E43DFA">
            <wp:extent cx="5971447" cy="1557338"/>
            <wp:effectExtent l="0" t="0" r="0" b="0"/>
            <wp:docPr id="2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447" cy="155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5: które z wymienionych elementów architektury procesora/komputera są kluczowe</w:t>
      </w:r>
    </w:p>
    <w:p w:rsidR="00DD67C1" w:rsidRDefault="00DD67C1" w:rsidP="00DD67C1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C2A7C0F" wp14:editId="54E615ED">
            <wp:extent cx="5971182" cy="2290763"/>
            <wp:effectExtent l="0" t="0" r="0" b="0"/>
            <wp:docPr id="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l="1162" t="5633" r="7475" b="20070"/>
                    <a:stretch>
                      <a:fillRect/>
                    </a:stretch>
                  </pic:blipFill>
                  <pic:spPr>
                    <a:xfrm>
                      <a:off x="0" y="0"/>
                      <a:ext cx="5971182" cy="229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i/>
          <w:sz w:val="16"/>
          <w:szCs w:val="16"/>
        </w:rPr>
        <w:t>Poprawna odpowiedź: przerwanie zegarowe, sprzętowa ochrona pamięci, wyodrębnienie instrukcji uprzywilejowanych, dualny tryb pracy, przerwanie programowe;</w:t>
      </w:r>
      <w:r>
        <w:br w:type="page"/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6: na co może oczekiwać proces, który znajduje się</w:t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9E41412" wp14:editId="5DE2AA63">
            <wp:extent cx="5576888" cy="2659746"/>
            <wp:effectExtent l="0" t="0" r="0" b="0"/>
            <wp:docPr id="2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65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i/>
          <w:sz w:val="16"/>
          <w:szCs w:val="16"/>
        </w:rPr>
        <w:t>Poprawna odpowiedź: na sygnał synchronizujący, na zakończenie operacji wejścia-wyjścia;</w:t>
      </w:r>
      <w:r>
        <w:br w:type="page"/>
      </w:r>
    </w:p>
    <w:p w:rsidR="00DD67C1" w:rsidRDefault="00DD67C1" w:rsidP="00DD67C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Zadanie 7: proszę wybrać te rodzaje urządzeń i systemów</w:t>
      </w:r>
    </w:p>
    <w:p w:rsidR="00DD67C1" w:rsidRDefault="00DD67C1" w:rsidP="00DD67C1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BAF8C7A" wp14:editId="78AD0F77">
            <wp:extent cx="6085401" cy="2062163"/>
            <wp:effectExtent l="0" t="0" r="0" b="0"/>
            <wp:docPr id="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401" cy="206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67C1" w:rsidRDefault="00DD67C1" w:rsidP="00DD67C1"/>
    <w:p w:rsidR="00DD67C1" w:rsidRDefault="00DD67C1" w:rsidP="00DD67C1">
      <w:pPr>
        <w:rPr>
          <w:i/>
          <w:sz w:val="16"/>
          <w:szCs w:val="16"/>
        </w:rPr>
      </w:pPr>
      <w:r>
        <w:rPr>
          <w:i/>
          <w:sz w:val="16"/>
          <w:szCs w:val="16"/>
        </w:rPr>
        <w:t>Poprawna odpowiedź: systemy wielozadaniowe, urządzenia asynchroniczne, systemy interakcyjne, urządzenia wejściowy;</w:t>
      </w:r>
    </w:p>
    <w:p w:rsidR="00D73639" w:rsidRDefault="00D73639"/>
    <w:p w:rsidR="006B4A1C" w:rsidRDefault="006B4A1C"/>
    <w:sectPr w:rsidR="006B4A1C">
      <w:footerReference w:type="default" r:id="rId58"/>
      <w:pgSz w:w="11909" w:h="16834"/>
      <w:pgMar w:top="720" w:right="720" w:bottom="720" w:left="720" w:header="720" w:footer="720" w:gutter="0"/>
      <w:pgNumType w:start="1"/>
      <w:cols w:space="708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1" w:author="Jakub Raczkiewicz" w:date="2021-06-19T23:01:00Z" w:initials="">
    <w:p w:rsidR="00DD67C1" w:rsidRDefault="00DD67C1" w:rsidP="00DD67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A wiesz jak się to liczy? Bo nigdzie nie mogę znaleźć materiałów do tego.</w:t>
      </w:r>
    </w:p>
  </w:comment>
  <w:comment w:id="12" w:author="Mitchiex" w:date="2021-06-19T23:01:00Z" w:initials="">
    <w:p w:rsidR="00DD67C1" w:rsidRDefault="00DD67C1" w:rsidP="00DD67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z tego co </w:t>
      </w:r>
      <w:proofErr w:type="spellStart"/>
      <w:r>
        <w:rPr>
          <w:color w:val="000000"/>
        </w:rPr>
        <w:t>sie</w:t>
      </w:r>
      <w:proofErr w:type="spellEnd"/>
      <w:r>
        <w:rPr>
          <w:color w:val="000000"/>
        </w:rPr>
        <w:t xml:space="preserve"> dowiedziałem </w:t>
      </w:r>
    </w:p>
    <w:p w:rsidR="00DD67C1" w:rsidRDefault="00DD67C1" w:rsidP="00DD67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to zamieniasz </w:t>
      </w:r>
      <w:proofErr w:type="spellStart"/>
      <w:r>
        <w:rPr>
          <w:color w:val="000000"/>
        </w:rPr>
        <w:t>liczbe</w:t>
      </w:r>
      <w:proofErr w:type="spellEnd"/>
      <w:r>
        <w:rPr>
          <w:color w:val="000000"/>
        </w:rPr>
        <w:t xml:space="preserve"> na bity </w:t>
      </w:r>
    </w:p>
    <w:p w:rsidR="00DD67C1" w:rsidRDefault="00DD67C1" w:rsidP="00DD67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2 pierwsze od lewej to numer segmentu pozostałe 6 to  przesuniecie</w:t>
      </w:r>
    </w:p>
    <w:p w:rsidR="00DD67C1" w:rsidRDefault="00DD67C1" w:rsidP="00DD67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color w:val="000000"/>
        </w:rPr>
        <w:t>jesli</w:t>
      </w:r>
      <w:proofErr w:type="spellEnd"/>
      <w:r>
        <w:rPr>
          <w:color w:val="000000"/>
        </w:rPr>
        <w:t xml:space="preserve"> przesuniecie jest mniejsze od </w:t>
      </w:r>
      <w:proofErr w:type="spellStart"/>
      <w:r>
        <w:rPr>
          <w:color w:val="000000"/>
        </w:rPr>
        <w:t>wielkosci</w:t>
      </w:r>
      <w:proofErr w:type="spellEnd"/>
      <w:r>
        <w:rPr>
          <w:color w:val="000000"/>
        </w:rPr>
        <w:t xml:space="preserve"> segmentu to adres fizyczny= </w:t>
      </w:r>
      <w:proofErr w:type="spellStart"/>
      <w:r>
        <w:rPr>
          <w:color w:val="000000"/>
        </w:rPr>
        <w:t>przesuniecie+adres</w:t>
      </w:r>
      <w:proofErr w:type="spellEnd"/>
      <w:r>
        <w:rPr>
          <w:color w:val="000000"/>
        </w:rPr>
        <w:t xml:space="preserve"> bazowy, </w:t>
      </w:r>
      <w:proofErr w:type="spellStart"/>
      <w:r>
        <w:rPr>
          <w:color w:val="000000"/>
        </w:rPr>
        <w:t>jesli</w:t>
      </w:r>
      <w:proofErr w:type="spellEnd"/>
      <w:r>
        <w:rPr>
          <w:color w:val="000000"/>
        </w:rPr>
        <w:t xml:space="preserve"> przesuniecie jest </w:t>
      </w:r>
      <w:proofErr w:type="spellStart"/>
      <w:r>
        <w:rPr>
          <w:color w:val="000000"/>
        </w:rPr>
        <w:t>wieksze</w:t>
      </w:r>
      <w:proofErr w:type="spellEnd"/>
      <w:r>
        <w:rPr>
          <w:color w:val="000000"/>
        </w:rPr>
        <w:t xml:space="preserve"> to adres fizyczny =-1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5481" w:rsidRDefault="00B55481">
      <w:pPr>
        <w:spacing w:line="240" w:lineRule="auto"/>
      </w:pPr>
      <w:r>
        <w:separator/>
      </w:r>
    </w:p>
  </w:endnote>
  <w:endnote w:type="continuationSeparator" w:id="0">
    <w:p w:rsidR="00B55481" w:rsidRDefault="00B554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3639" w:rsidRDefault="00D7363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5481" w:rsidRDefault="00B55481">
      <w:pPr>
        <w:spacing w:line="240" w:lineRule="auto"/>
      </w:pPr>
      <w:r>
        <w:separator/>
      </w:r>
    </w:p>
  </w:footnote>
  <w:footnote w:type="continuationSeparator" w:id="0">
    <w:p w:rsidR="00B55481" w:rsidRDefault="00B5548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D73639"/>
    <w:rsid w:val="00136AC2"/>
    <w:rsid w:val="001F0C60"/>
    <w:rsid w:val="005A41F8"/>
    <w:rsid w:val="006B4A1C"/>
    <w:rsid w:val="008040B1"/>
    <w:rsid w:val="009B71DF"/>
    <w:rsid w:val="00B55481"/>
    <w:rsid w:val="00D73639"/>
    <w:rsid w:val="00DD67C1"/>
    <w:rsid w:val="00F45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136AC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36AC2"/>
    <w:rPr>
      <w:rFonts w:ascii="Tahoma" w:hAnsi="Tahoma" w:cs="Tahoma"/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Pr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Pr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136AC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36AC2"/>
    <w:rPr>
      <w:rFonts w:ascii="Tahoma" w:hAnsi="Tahoma" w:cs="Tahoma"/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Pr>
      <w:sz w:val="20"/>
      <w:szCs w:val="20"/>
    </w:rPr>
  </w:style>
  <w:style w:type="character" w:styleId="Odwoaniedokomentarza">
    <w:name w:val="annotation reference"/>
    <w:basedOn w:val="Domylnaczcionkaakapitu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comments" Target="comments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21</Pages>
  <Words>601</Words>
  <Characters>3608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PawełB</dc:creator>
  <cp:lastModifiedBy>PawełB</cp:lastModifiedBy>
  <cp:revision>3</cp:revision>
  <dcterms:created xsi:type="dcterms:W3CDTF">2021-06-19T21:11:00Z</dcterms:created>
  <dcterms:modified xsi:type="dcterms:W3CDTF">2021-06-19T21:39:00Z</dcterms:modified>
</cp:coreProperties>
</file>